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4C5B" w:rsidRPr="00DC4C11" w:rsidRDefault="000B2E2C" w:rsidP="005D7EA4">
      <w:pPr>
        <w:spacing w:line="360" w:lineRule="auto"/>
        <w:jc w:val="center"/>
        <w:rPr>
          <w:noProof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t>[STUDY NAME]</w:t>
      </w:r>
      <w:r w:rsidR="00454C5B" w:rsidRPr="00DC4C11">
        <w:rPr>
          <w:noProof/>
          <w:sz w:val="28"/>
          <w:szCs w:val="28"/>
          <w:u w:val="single"/>
        </w:rPr>
        <w:t xml:space="preserve"> Parking Directions</w:t>
      </w:r>
    </w:p>
    <w:p w:rsidR="00454C5B" w:rsidRDefault="00454C5B" w:rsidP="005D7EA4">
      <w:pPr>
        <w:spacing w:line="360" w:lineRule="auto"/>
        <w:jc w:val="both"/>
        <w:rPr>
          <w:noProof/>
        </w:rPr>
        <w:pPrChange w:id="0" w:author="Ian Dalton" w:date="2018-08-20T15:37:00Z">
          <w:pPr>
            <w:spacing w:line="360" w:lineRule="auto"/>
          </w:pPr>
        </w:pPrChange>
      </w:pPr>
    </w:p>
    <w:p w:rsidR="00454C5B" w:rsidRDefault="00454C5B" w:rsidP="005D7EA4">
      <w:pPr>
        <w:spacing w:after="0" w:line="360" w:lineRule="auto"/>
        <w:jc w:val="both"/>
        <w:rPr>
          <w:noProof/>
        </w:rPr>
        <w:pPrChange w:id="1" w:author="Ian Dalton" w:date="2018-08-20T15:38:00Z">
          <w:pPr>
            <w:spacing w:line="360" w:lineRule="auto"/>
          </w:pPr>
        </w:pPrChange>
      </w:pPr>
      <w:r>
        <w:rPr>
          <w:noProof/>
        </w:rPr>
        <w:t xml:space="preserve">Thank you for joining the </w:t>
      </w:r>
      <w:r w:rsidR="000B2E2C">
        <w:rPr>
          <w:noProof/>
        </w:rPr>
        <w:t xml:space="preserve">[STUDY NAME] </w:t>
      </w:r>
      <w:r>
        <w:rPr>
          <w:noProof/>
        </w:rPr>
        <w:t xml:space="preserve">study! This packet includes directions to the most convenient parking </w:t>
      </w:r>
      <w:r w:rsidR="003B652F">
        <w:rPr>
          <w:noProof/>
        </w:rPr>
        <w:t xml:space="preserve">space </w:t>
      </w:r>
      <w:r>
        <w:rPr>
          <w:noProof/>
        </w:rPr>
        <w:t xml:space="preserve">for the day of your appointment. </w:t>
      </w:r>
      <w:del w:id="2" w:author="Ian Dalton" w:date="2018-08-20T15:54:00Z">
        <w:r w:rsidR="001F4944" w:rsidDel="00A42D77">
          <w:rPr>
            <w:noProof/>
          </w:rPr>
          <w:delText>Our lab</w:delText>
        </w:r>
      </w:del>
      <w:ins w:id="3" w:author="Ian Dalton" w:date="2018-08-20T15:54:00Z">
        <w:r w:rsidR="00A42D77">
          <w:rPr>
            <w:noProof/>
          </w:rPr>
          <w:t xml:space="preserve">The </w:t>
        </w:r>
        <w:r w:rsidR="00A42D77" w:rsidRPr="00A42D77">
          <w:rPr>
            <w:i/>
            <w:noProof/>
            <w:rPrChange w:id="4" w:author="Ian Dalton" w:date="2018-08-20T15:55:00Z">
              <w:rPr>
                <w:noProof/>
              </w:rPr>
            </w:rPrChange>
          </w:rPr>
          <w:t>Learning &amp; Longevity Research Network</w:t>
        </w:r>
      </w:ins>
      <w:r>
        <w:rPr>
          <w:noProof/>
        </w:rPr>
        <w:t xml:space="preserve"> is located at:</w:t>
      </w:r>
    </w:p>
    <w:p w:rsidR="001F4944" w:rsidRPr="005D7EA4" w:rsidRDefault="00BB51C2" w:rsidP="005D7EA4">
      <w:pPr>
        <w:spacing w:after="120" w:line="276" w:lineRule="auto"/>
        <w:ind w:left="720"/>
        <w:contextualSpacing/>
        <w:jc w:val="both"/>
        <w:rPr>
          <w:noProof/>
          <w:rPrChange w:id="5" w:author="Ian Dalton" w:date="2018-08-20T15:38:00Z">
            <w:rPr>
              <w:noProof/>
              <w:sz w:val="24"/>
            </w:rPr>
          </w:rPrChange>
        </w:rPr>
        <w:pPrChange w:id="6" w:author="Ian Dalton" w:date="2018-08-20T15:38:00Z">
          <w:pPr>
            <w:spacing w:after="120" w:line="360" w:lineRule="auto"/>
            <w:ind w:left="720"/>
            <w:contextualSpacing/>
          </w:pPr>
        </w:pPrChange>
      </w:pPr>
      <w:r w:rsidRPr="005D7EA4">
        <w:rPr>
          <w:noProof/>
          <w:rPrChange w:id="7" w:author="Ian Dalton" w:date="2018-08-20T15:38:00Z">
            <w:rPr>
              <w:noProof/>
              <w:sz w:val="24"/>
            </w:rPr>
          </w:rPrChange>
        </w:rPr>
        <w:t>Research 1</w:t>
      </w:r>
    </w:p>
    <w:p w:rsidR="003B652F" w:rsidRPr="005D7EA4" w:rsidRDefault="00BB51C2" w:rsidP="005D7EA4">
      <w:pPr>
        <w:spacing w:after="120" w:line="276" w:lineRule="auto"/>
        <w:ind w:left="720"/>
        <w:contextualSpacing/>
        <w:jc w:val="both"/>
        <w:rPr>
          <w:noProof/>
          <w:rPrChange w:id="8" w:author="Ian Dalton" w:date="2018-08-20T15:38:00Z">
            <w:rPr>
              <w:noProof/>
              <w:sz w:val="24"/>
            </w:rPr>
          </w:rPrChange>
        </w:rPr>
        <w:pPrChange w:id="9" w:author="Ian Dalton" w:date="2018-08-20T15:38:00Z">
          <w:pPr>
            <w:spacing w:after="120" w:line="360" w:lineRule="auto"/>
            <w:ind w:left="720"/>
            <w:contextualSpacing/>
          </w:pPr>
        </w:pPrChange>
      </w:pPr>
      <w:r w:rsidRPr="005D7EA4">
        <w:rPr>
          <w:noProof/>
          <w:rPrChange w:id="10" w:author="Ian Dalton" w:date="2018-08-20T15:38:00Z">
            <w:rPr>
              <w:noProof/>
              <w:sz w:val="24"/>
            </w:rPr>
          </w:rPrChange>
        </w:rPr>
        <w:t>4353 Scorpius Street</w:t>
      </w:r>
    </w:p>
    <w:p w:rsidR="00BB51C2" w:rsidRPr="005D7EA4" w:rsidRDefault="00454C5B" w:rsidP="005D7EA4">
      <w:pPr>
        <w:spacing w:after="120" w:line="276" w:lineRule="auto"/>
        <w:ind w:left="720"/>
        <w:contextualSpacing/>
        <w:jc w:val="both"/>
        <w:rPr>
          <w:noProof/>
          <w:rPrChange w:id="11" w:author="Ian Dalton" w:date="2018-08-20T15:38:00Z">
            <w:rPr>
              <w:noProof/>
              <w:sz w:val="24"/>
            </w:rPr>
          </w:rPrChange>
        </w:rPr>
        <w:pPrChange w:id="12" w:author="Ian Dalton" w:date="2018-08-20T15:38:00Z">
          <w:pPr>
            <w:spacing w:after="120" w:line="360" w:lineRule="auto"/>
            <w:ind w:left="720"/>
            <w:contextualSpacing/>
          </w:pPr>
        </w:pPrChange>
      </w:pPr>
      <w:r w:rsidRPr="005D7EA4">
        <w:rPr>
          <w:noProof/>
          <w:rPrChange w:id="13" w:author="Ian Dalton" w:date="2018-08-20T15:38:00Z">
            <w:rPr>
              <w:noProof/>
              <w:sz w:val="24"/>
            </w:rPr>
          </w:rPrChange>
        </w:rPr>
        <w:t xml:space="preserve">University of </w:t>
      </w:r>
      <w:r w:rsidR="001F4944" w:rsidRPr="005D7EA4">
        <w:rPr>
          <w:noProof/>
          <w:rPrChange w:id="14" w:author="Ian Dalton" w:date="2018-08-20T15:38:00Z">
            <w:rPr>
              <w:noProof/>
              <w:sz w:val="24"/>
            </w:rPr>
          </w:rPrChange>
        </w:rPr>
        <w:t xml:space="preserve">Central </w:t>
      </w:r>
      <w:r w:rsidRPr="005D7EA4">
        <w:rPr>
          <w:noProof/>
          <w:rPrChange w:id="15" w:author="Ian Dalton" w:date="2018-08-20T15:38:00Z">
            <w:rPr>
              <w:noProof/>
              <w:sz w:val="24"/>
            </w:rPr>
          </w:rPrChange>
        </w:rPr>
        <w:t>Florida</w:t>
      </w:r>
    </w:p>
    <w:p w:rsidR="00454C5B" w:rsidRPr="005D7EA4" w:rsidRDefault="001F4944" w:rsidP="00A42D77">
      <w:pPr>
        <w:spacing w:after="240" w:line="276" w:lineRule="auto"/>
        <w:ind w:left="720"/>
        <w:jc w:val="both"/>
        <w:rPr>
          <w:noProof/>
          <w:rPrChange w:id="16" w:author="Ian Dalton" w:date="2018-08-20T15:38:00Z">
            <w:rPr>
              <w:noProof/>
              <w:sz w:val="24"/>
            </w:rPr>
          </w:rPrChange>
        </w:rPr>
        <w:pPrChange w:id="17" w:author="Ian Dalton" w:date="2018-08-20T15:54:00Z">
          <w:pPr>
            <w:spacing w:after="120" w:line="360" w:lineRule="auto"/>
            <w:ind w:left="720"/>
          </w:pPr>
        </w:pPrChange>
      </w:pPr>
      <w:r w:rsidRPr="005D7EA4">
        <w:rPr>
          <w:noProof/>
          <w:rPrChange w:id="18" w:author="Ian Dalton" w:date="2018-08-20T15:38:00Z">
            <w:rPr>
              <w:noProof/>
              <w:sz w:val="24"/>
            </w:rPr>
          </w:rPrChange>
        </w:rPr>
        <w:t>Orlando, FL 32816</w:t>
      </w:r>
      <w:r w:rsidR="00454C5B" w:rsidRPr="005D7EA4">
        <w:rPr>
          <w:noProof/>
          <w:rPrChange w:id="19" w:author="Ian Dalton" w:date="2018-08-20T15:38:00Z">
            <w:rPr>
              <w:noProof/>
              <w:sz w:val="24"/>
            </w:rPr>
          </w:rPrChange>
        </w:rPr>
        <w:t xml:space="preserve"> ‎ </w:t>
      </w:r>
    </w:p>
    <w:p w:rsidR="005D7EA4" w:rsidRDefault="008E3824" w:rsidP="005D7EA4">
      <w:pPr>
        <w:spacing w:before="120" w:line="360" w:lineRule="auto"/>
        <w:jc w:val="both"/>
        <w:rPr>
          <w:ins w:id="20" w:author="Ian Dalton" w:date="2018-08-20T15:35:00Z"/>
          <w:noProof/>
        </w:rPr>
        <w:pPrChange w:id="21" w:author="Ian Dalton" w:date="2018-08-20T15:37:00Z">
          <w:pPr>
            <w:spacing w:before="120" w:line="360" w:lineRule="auto"/>
          </w:pPr>
        </w:pPrChange>
      </w:pPr>
      <w:r>
        <w:rPr>
          <w:noProof/>
        </w:rPr>
        <w:t xml:space="preserve">The Research 1 building is </w:t>
      </w:r>
      <w:del w:id="22" w:author="Ian Dalton" w:date="2018-08-20T16:02:00Z">
        <w:r w:rsidDel="003C3DCC">
          <w:rPr>
            <w:noProof/>
          </w:rPr>
          <w:delText xml:space="preserve">very </w:delText>
        </w:r>
      </w:del>
      <w:ins w:id="23" w:author="Ian Dalton" w:date="2018-08-20T16:02:00Z">
        <w:r w:rsidR="003C3DCC">
          <w:rPr>
            <w:noProof/>
          </w:rPr>
          <w:t>quite</w:t>
        </w:r>
        <w:r w:rsidR="003C3DCC">
          <w:rPr>
            <w:noProof/>
          </w:rPr>
          <w:t xml:space="preserve"> </w:t>
        </w:r>
      </w:ins>
      <w:r>
        <w:rPr>
          <w:noProof/>
        </w:rPr>
        <w:t>new</w:t>
      </w:r>
      <w:r w:rsidR="00FE00D5">
        <w:rPr>
          <w:noProof/>
        </w:rPr>
        <w:t xml:space="preserve">, so your GPS directions may not be quite sufficient. </w:t>
      </w:r>
      <w:ins w:id="24" w:author="Ian Dalton" w:date="2018-08-20T15:34:00Z">
        <w:r w:rsidR="005D7EA4">
          <w:rPr>
            <w:noProof/>
          </w:rPr>
          <w:t xml:space="preserve">You can find the location </w:t>
        </w:r>
      </w:ins>
      <w:ins w:id="25" w:author="Ian Dalton" w:date="2018-08-20T15:36:00Z">
        <w:r w:rsidR="005D7EA4">
          <w:rPr>
            <w:noProof/>
          </w:rPr>
          <w:t xml:space="preserve">on </w:t>
        </w:r>
      </w:ins>
      <w:ins w:id="26" w:author="Ian Dalton" w:date="2018-08-20T15:34:00Z">
        <w:r w:rsidR="005D7EA4">
          <w:rPr>
            <w:noProof/>
          </w:rPr>
          <w:t xml:space="preserve">the online campus map at: </w:t>
        </w:r>
        <w:r w:rsidR="005D7EA4">
          <w:rPr>
            <w:noProof/>
          </w:rPr>
          <w:fldChar w:fldCharType="begin"/>
        </w:r>
        <w:r w:rsidR="005D7EA4">
          <w:rPr>
            <w:noProof/>
          </w:rPr>
          <w:instrText xml:space="preserve"> HYPERLINK "</w:instrText>
        </w:r>
        <w:r w:rsidR="005D7EA4" w:rsidRPr="005D7EA4">
          <w:rPr>
            <w:noProof/>
          </w:rPr>
          <w:instrText>https://map.ucf.edu/locations/research-1/</w:instrText>
        </w:r>
        <w:r w:rsidR="005D7EA4">
          <w:rPr>
            <w:noProof/>
          </w:rPr>
          <w:instrText xml:space="preserve">" </w:instrText>
        </w:r>
        <w:r w:rsidR="005D7EA4">
          <w:rPr>
            <w:noProof/>
          </w:rPr>
          <w:fldChar w:fldCharType="separate"/>
        </w:r>
      </w:ins>
      <w:r w:rsidR="005D7EA4" w:rsidRPr="00952316">
        <w:rPr>
          <w:rStyle w:val="Hyperlink"/>
          <w:noProof/>
        </w:rPr>
        <w:t>https://map.ucf.edu/locations/research-1/</w:t>
      </w:r>
      <w:ins w:id="27" w:author="Ian Dalton" w:date="2018-08-20T15:34:00Z">
        <w:r w:rsidR="005D7EA4">
          <w:rPr>
            <w:noProof/>
          </w:rPr>
          <w:fldChar w:fldCharType="end"/>
        </w:r>
      </w:ins>
      <w:ins w:id="28" w:author="Ian Dalton" w:date="2018-08-20T15:35:00Z">
        <w:r w:rsidR="005D7EA4">
          <w:rPr>
            <w:noProof/>
          </w:rPr>
          <w:t>.</w:t>
        </w:r>
      </w:ins>
      <w:ins w:id="29" w:author="Ian Dalton" w:date="2018-08-20T15:34:00Z">
        <w:r w:rsidR="005D7EA4">
          <w:rPr>
            <w:noProof/>
          </w:rPr>
          <w:t xml:space="preserve"> </w:t>
        </w:r>
      </w:ins>
      <w:ins w:id="30" w:author="Ian Dalton" w:date="2018-08-20T15:35:00Z">
        <w:r w:rsidR="005D7EA4">
          <w:rPr>
            <w:noProof/>
          </w:rPr>
          <w:t>W</w:t>
        </w:r>
      </w:ins>
      <w:del w:id="31" w:author="Ian Dalton" w:date="2018-08-20T15:35:00Z">
        <w:r w:rsidR="00FE00D5" w:rsidDel="005D7EA4">
          <w:rPr>
            <w:noProof/>
          </w:rPr>
          <w:delText>Thus, w</w:delText>
        </w:r>
      </w:del>
      <w:r w:rsidR="00FE00D5">
        <w:rPr>
          <w:noProof/>
        </w:rPr>
        <w:t xml:space="preserve">e are </w:t>
      </w:r>
      <w:ins w:id="32" w:author="Ian Dalton" w:date="2018-08-20T15:35:00Z">
        <w:r w:rsidR="005D7EA4">
          <w:rPr>
            <w:noProof/>
          </w:rPr>
          <w:t xml:space="preserve">also </w:t>
        </w:r>
      </w:ins>
      <w:r w:rsidR="00FE00D5">
        <w:rPr>
          <w:noProof/>
        </w:rPr>
        <w:t>including a</w:t>
      </w:r>
      <w:ins w:id="33" w:author="Ian Dalton" w:date="2018-08-20T15:35:00Z">
        <w:r w:rsidR="005D7EA4">
          <w:rPr>
            <w:noProof/>
          </w:rPr>
          <w:t xml:space="preserve">n </w:t>
        </w:r>
      </w:ins>
      <w:del w:id="34" w:author="Ian Dalton" w:date="2018-08-20T15:35:00Z">
        <w:r w:rsidR="00FE00D5" w:rsidDel="005D7EA4">
          <w:rPr>
            <w:noProof/>
          </w:rPr>
          <w:delText xml:space="preserve">n </w:delText>
        </w:r>
      </w:del>
      <w:r w:rsidR="00FE00D5">
        <w:rPr>
          <w:noProof/>
        </w:rPr>
        <w:t xml:space="preserve">illustrated map </w:t>
      </w:r>
      <w:ins w:id="35" w:author="Ian Dalton" w:date="2018-08-20T15:35:00Z">
        <w:r w:rsidR="005D7EA4">
          <w:rPr>
            <w:noProof/>
          </w:rPr>
          <w:t xml:space="preserve">of the entire campus </w:t>
        </w:r>
      </w:ins>
      <w:r w:rsidR="00FE00D5">
        <w:rPr>
          <w:noProof/>
        </w:rPr>
        <w:t>with a detailed inset</w:t>
      </w:r>
      <w:ins w:id="36" w:author="Ian Dalton" w:date="2018-08-20T15:35:00Z">
        <w:r w:rsidR="005D7EA4">
          <w:rPr>
            <w:noProof/>
          </w:rPr>
          <w:t xml:space="preserve"> showing the location of the</w:t>
        </w:r>
      </w:ins>
      <w:ins w:id="37" w:author="Ian Dalton" w:date="2018-08-20T15:37:00Z">
        <w:r w:rsidR="005D7EA4">
          <w:rPr>
            <w:noProof/>
          </w:rPr>
          <w:t xml:space="preserve"> </w:t>
        </w:r>
      </w:ins>
      <w:ins w:id="38" w:author="Ian Dalton" w:date="2018-08-20T15:36:00Z">
        <w:r w:rsidR="005D7EA4" w:rsidRPr="00A42D77">
          <w:rPr>
            <w:i/>
            <w:noProof/>
            <w:rPrChange w:id="39" w:author="Ian Dalton" w:date="2018-08-20T15:55:00Z">
              <w:rPr>
                <w:noProof/>
              </w:rPr>
            </w:rPrChange>
          </w:rPr>
          <w:t>Learning &amp; Longevity Research Network</w:t>
        </w:r>
        <w:r w:rsidR="005D7EA4">
          <w:rPr>
            <w:noProof/>
          </w:rPr>
          <w:t xml:space="preserve"> </w:t>
        </w:r>
      </w:ins>
      <w:ins w:id="40" w:author="Ian Dalton" w:date="2018-08-20T15:55:00Z">
        <w:r w:rsidR="00A42D77" w:rsidRPr="00A42D77">
          <w:rPr>
            <w:b/>
            <w:noProof/>
            <w:rPrChange w:id="41" w:author="Ian Dalton" w:date="2018-08-20T15:55:00Z">
              <w:rPr>
                <w:noProof/>
              </w:rPr>
            </w:rPrChange>
          </w:rPr>
          <w:t>24 hour reserved</w:t>
        </w:r>
        <w:r w:rsidR="00A42D77" w:rsidRPr="005C3331">
          <w:rPr>
            <w:noProof/>
          </w:rPr>
          <w:t xml:space="preserve"> </w:t>
        </w:r>
      </w:ins>
      <w:ins w:id="42" w:author="Ian Dalton" w:date="2018-08-20T15:36:00Z">
        <w:r w:rsidR="005D7EA4" w:rsidRPr="00A42D77">
          <w:rPr>
            <w:b/>
            <w:noProof/>
            <w:rPrChange w:id="43" w:author="Ian Dalton" w:date="2018-08-20T15:55:00Z">
              <w:rPr>
                <w:noProof/>
              </w:rPr>
            </w:rPrChange>
          </w:rPr>
          <w:t>parking spaces</w:t>
        </w:r>
        <w:r w:rsidR="005D7EA4">
          <w:rPr>
            <w:noProof/>
          </w:rPr>
          <w:t>.</w:t>
        </w:r>
      </w:ins>
      <w:del w:id="44" w:author="Ian Dalton" w:date="2018-08-20T15:35:00Z">
        <w:r w:rsidR="00FE00D5" w:rsidDel="005D7EA4">
          <w:rPr>
            <w:noProof/>
          </w:rPr>
          <w:delText>,</w:delText>
        </w:r>
      </w:del>
    </w:p>
    <w:p w:rsidR="008E3824" w:rsidDel="005D7EA4" w:rsidRDefault="00FE00D5" w:rsidP="005D7EA4">
      <w:pPr>
        <w:spacing w:before="120" w:line="360" w:lineRule="auto"/>
        <w:jc w:val="both"/>
        <w:rPr>
          <w:del w:id="45" w:author="Ian Dalton" w:date="2018-08-20T15:35:00Z"/>
          <w:noProof/>
          <w:sz w:val="16"/>
        </w:rPr>
        <w:pPrChange w:id="46" w:author="Ian Dalton" w:date="2018-08-20T15:37:00Z">
          <w:pPr>
            <w:spacing w:before="120" w:line="360" w:lineRule="auto"/>
          </w:pPr>
        </w:pPrChange>
      </w:pPr>
      <w:del w:id="47" w:author="Ian Dalton" w:date="2018-08-20T15:35:00Z">
        <w:r w:rsidDel="005D7EA4">
          <w:rPr>
            <w:noProof/>
          </w:rPr>
          <w:delText xml:space="preserve"> to hopefully demonstrate your parking location more effectively.</w:delText>
        </w:r>
      </w:del>
    </w:p>
    <w:p w:rsidR="003C3DCC" w:rsidRDefault="00644B72" w:rsidP="005D7EA4">
      <w:pPr>
        <w:spacing w:before="120" w:line="360" w:lineRule="auto"/>
        <w:jc w:val="both"/>
        <w:rPr>
          <w:ins w:id="48" w:author="Ian Dalton" w:date="2018-08-20T16:04:00Z"/>
          <w:noProof/>
        </w:rPr>
        <w:pPrChange w:id="49" w:author="Ian Dalton" w:date="2018-08-20T15:37:00Z">
          <w:pPr>
            <w:spacing w:before="120" w:line="360" w:lineRule="auto"/>
          </w:pPr>
        </w:pPrChange>
      </w:pPr>
      <w:r w:rsidRPr="00644B72">
        <w:rPr>
          <w:noProof/>
        </w:rPr>
        <w:t xml:space="preserve">When you arrive, </w:t>
      </w:r>
      <w:del w:id="50" w:author="Ian Dalton" w:date="2018-08-20T15:37:00Z">
        <w:r w:rsidR="00980BA1" w:rsidDel="005D7EA4">
          <w:rPr>
            <w:noProof/>
          </w:rPr>
          <w:delText>please circle all the way around the building and park in the small dirt lot in the back</w:delText>
        </w:r>
        <w:r w:rsidR="00A00D2F" w:rsidDel="005D7EA4">
          <w:rPr>
            <w:noProof/>
          </w:rPr>
          <w:delText xml:space="preserve"> (marked in red on the map below)</w:delText>
        </w:r>
        <w:r w:rsidR="00980BA1" w:rsidDel="005D7EA4">
          <w:rPr>
            <w:noProof/>
          </w:rPr>
          <w:delText>. A</w:delText>
        </w:r>
        <w:r w:rsidRPr="00644B72" w:rsidDel="005D7EA4">
          <w:rPr>
            <w:noProof/>
          </w:rPr>
          <w:delText xml:space="preserve"> researcher </w:delText>
        </w:r>
        <w:r w:rsidR="008E3824" w:rsidDel="005D7EA4">
          <w:rPr>
            <w:noProof/>
          </w:rPr>
          <w:delText xml:space="preserve">should </w:delText>
        </w:r>
        <w:r w:rsidRPr="00644B72" w:rsidDel="005D7EA4">
          <w:rPr>
            <w:noProof/>
          </w:rPr>
          <w:delText>be waiting with a parking pass for your vehicle.</w:delText>
        </w:r>
      </w:del>
      <w:ins w:id="51" w:author="Ian Dalton" w:date="2018-08-20T15:37:00Z">
        <w:r w:rsidR="005D7EA4">
          <w:rPr>
            <w:noProof/>
          </w:rPr>
          <w:t xml:space="preserve">you </w:t>
        </w:r>
      </w:ins>
      <w:ins w:id="52" w:author="Ian Dalton" w:date="2018-08-20T16:03:00Z">
        <w:r w:rsidR="003C3DCC">
          <w:rPr>
            <w:noProof/>
          </w:rPr>
          <w:t>should</w:t>
        </w:r>
      </w:ins>
      <w:ins w:id="53" w:author="Ian Dalton" w:date="2018-08-20T15:37:00Z">
        <w:r w:rsidR="005D7EA4">
          <w:rPr>
            <w:noProof/>
          </w:rPr>
          <w:t xml:space="preserve"> approach the parking</w:t>
        </w:r>
      </w:ins>
      <w:ins w:id="54" w:author="Ian Dalton" w:date="2018-08-20T15:39:00Z">
        <w:r w:rsidR="005D7EA4">
          <w:rPr>
            <w:noProof/>
          </w:rPr>
          <w:t xml:space="preserve"> lot from </w:t>
        </w:r>
      </w:ins>
      <w:ins w:id="55" w:author="Ian Dalton" w:date="2018-08-20T15:44:00Z">
        <w:r w:rsidR="00FA1C33">
          <w:rPr>
            <w:noProof/>
          </w:rPr>
          <w:t>Gemini Boulevard by turning onto Scorpius Street</w:t>
        </w:r>
      </w:ins>
      <w:ins w:id="56" w:author="Ian Dalton" w:date="2018-08-20T16:03:00Z">
        <w:r w:rsidR="003C3DCC">
          <w:rPr>
            <w:noProof/>
          </w:rPr>
          <w:t>,</w:t>
        </w:r>
      </w:ins>
      <w:ins w:id="57" w:author="Ian Dalton" w:date="2018-08-20T15:44:00Z">
        <w:r w:rsidR="00FA1C33">
          <w:rPr>
            <w:noProof/>
          </w:rPr>
          <w:t xml:space="preserve"> </w:t>
        </w:r>
      </w:ins>
      <w:ins w:id="58" w:author="Ian Dalton" w:date="2018-08-20T16:03:00Z">
        <w:r w:rsidR="003C3DCC">
          <w:rPr>
            <w:noProof/>
          </w:rPr>
          <w:t>as if you were going to park in Garage C</w:t>
        </w:r>
      </w:ins>
      <w:ins w:id="59" w:author="Ian Dalton" w:date="2018-08-20T15:44:00Z">
        <w:r w:rsidR="00FA1C33">
          <w:rPr>
            <w:noProof/>
          </w:rPr>
          <w:t>.</w:t>
        </w:r>
      </w:ins>
      <w:ins w:id="60" w:author="Ian Dalton" w:date="2018-08-20T16:03:00Z">
        <w:r w:rsidR="003C3DCC">
          <w:rPr>
            <w:noProof/>
          </w:rPr>
          <w:t xml:space="preserve"> Instead, you should follow Scorpius Stre</w:t>
        </w:r>
      </w:ins>
      <w:ins w:id="61" w:author="Ian Dalton" w:date="2018-08-20T16:04:00Z">
        <w:r w:rsidR="003C3DCC">
          <w:rPr>
            <w:noProof/>
          </w:rPr>
          <w:t>e</w:t>
        </w:r>
      </w:ins>
      <w:ins w:id="62" w:author="Ian Dalton" w:date="2018-08-20T16:03:00Z">
        <w:r w:rsidR="003C3DCC">
          <w:rPr>
            <w:noProof/>
          </w:rPr>
          <w:t>t to the northeast corner of the Research 1 building, where you</w:t>
        </w:r>
      </w:ins>
      <w:ins w:id="63" w:author="Ian Dalton" w:date="2018-08-20T16:04:00Z">
        <w:r w:rsidR="003C3DCC">
          <w:rPr>
            <w:noProof/>
          </w:rPr>
          <w:t>’</w:t>
        </w:r>
      </w:ins>
      <w:ins w:id="64" w:author="Ian Dalton" w:date="2018-08-20T16:03:00Z">
        <w:r w:rsidR="003C3DCC">
          <w:rPr>
            <w:noProof/>
          </w:rPr>
          <w:t>ll find the parking lot</w:t>
        </w:r>
      </w:ins>
      <w:ins w:id="65" w:author="Ian Dalton" w:date="2018-08-20T16:04:00Z">
        <w:r w:rsidR="003C3DCC">
          <w:rPr>
            <w:noProof/>
          </w:rPr>
          <w:t xml:space="preserve"> between Garage C and Research 1</w:t>
        </w:r>
      </w:ins>
      <w:ins w:id="66" w:author="Ian Dalton" w:date="2018-08-20T16:03:00Z">
        <w:r w:rsidR="003C3DCC">
          <w:rPr>
            <w:noProof/>
          </w:rPr>
          <w:t>.</w:t>
        </w:r>
      </w:ins>
      <w:ins w:id="67" w:author="Ian Dalton" w:date="2018-08-20T15:44:00Z">
        <w:r w:rsidR="00FA1C33">
          <w:rPr>
            <w:noProof/>
          </w:rPr>
          <w:t xml:space="preserve"> Scorpius Street is a loop, so either entrance will lead you where you need to go. </w:t>
        </w:r>
      </w:ins>
    </w:p>
    <w:p w:rsidR="008E3824" w:rsidDel="00FA1C33" w:rsidRDefault="00FA1C33" w:rsidP="005D7EA4">
      <w:pPr>
        <w:spacing w:before="120" w:line="360" w:lineRule="auto"/>
        <w:jc w:val="both"/>
        <w:rPr>
          <w:del w:id="68" w:author="Ian Dalton" w:date="2018-08-20T15:46:00Z"/>
          <w:noProof/>
        </w:rPr>
        <w:pPrChange w:id="69" w:author="Ian Dalton" w:date="2018-08-20T15:37:00Z">
          <w:pPr>
            <w:spacing w:before="120" w:line="360" w:lineRule="auto"/>
          </w:pPr>
        </w:pPrChange>
      </w:pPr>
      <w:ins w:id="70" w:author="Ian Dalton" w:date="2018-08-20T15:45:00Z">
        <w:r>
          <w:rPr>
            <w:noProof/>
          </w:rPr>
          <w:t xml:space="preserve">The reserved parking spaces are </w:t>
        </w:r>
      </w:ins>
      <w:ins w:id="71" w:author="Ian Dalton" w:date="2018-08-20T15:46:00Z">
        <w:r>
          <w:rPr>
            <w:noProof/>
          </w:rPr>
          <w:t xml:space="preserve">near </w:t>
        </w:r>
      </w:ins>
      <w:ins w:id="72" w:author="Ian Dalton" w:date="2018-08-20T15:45:00Z">
        <w:r>
          <w:rPr>
            <w:noProof/>
          </w:rPr>
          <w:t>the southeast corner of this parking lot, and marked by</w:t>
        </w:r>
      </w:ins>
      <w:ins w:id="73" w:author="Ian Dalton" w:date="2018-08-20T15:46:00Z">
        <w:r>
          <w:rPr>
            <w:noProof/>
          </w:rPr>
          <w:t xml:space="preserve"> signage, of which you can see an example </w:t>
        </w:r>
      </w:ins>
      <w:ins w:id="74" w:author="Ian Dalton" w:date="2018-08-20T16:02:00Z">
        <w:r w:rsidR="003C3DCC">
          <w:rPr>
            <w:noProof/>
          </w:rPr>
          <w:t>below</w:t>
        </w:r>
      </w:ins>
      <w:ins w:id="75" w:author="Ian Dalton" w:date="2018-08-20T15:46:00Z">
        <w:r>
          <w:rPr>
            <w:noProof/>
          </w:rPr>
          <w:t>.</w:t>
        </w:r>
      </w:ins>
    </w:p>
    <w:p w:rsidR="005D7EA4" w:rsidRDefault="00FA1C33" w:rsidP="005D7EA4">
      <w:pPr>
        <w:spacing w:before="120" w:line="360" w:lineRule="auto"/>
        <w:jc w:val="both"/>
        <w:rPr>
          <w:ins w:id="76" w:author="Ian Dalton" w:date="2018-08-20T15:40:00Z"/>
          <w:noProof/>
        </w:rPr>
        <w:pPrChange w:id="77" w:author="Ian Dalton" w:date="2018-08-20T15:37:00Z">
          <w:pPr>
            <w:spacing w:before="120" w:line="360" w:lineRule="auto"/>
          </w:pPr>
        </w:pPrChange>
      </w:pPr>
      <w:ins w:id="78" w:author="Ian Dalton" w:date="2018-08-20T15:46:00Z">
        <w:r>
          <w:rPr>
            <w:noProof/>
          </w:rPr>
          <w:t xml:space="preserve"> </w:t>
        </w:r>
      </w:ins>
      <w:r w:rsidR="00644B72" w:rsidRPr="00644B72">
        <w:rPr>
          <w:noProof/>
        </w:rPr>
        <w:t xml:space="preserve">If </w:t>
      </w:r>
      <w:del w:id="79" w:author="Ian Dalton" w:date="2018-08-20T15:40:00Z">
        <w:r w:rsidR="00644B72" w:rsidRPr="00644B72" w:rsidDel="005D7EA4">
          <w:rPr>
            <w:noProof/>
          </w:rPr>
          <w:delText xml:space="preserve">you </w:delText>
        </w:r>
      </w:del>
      <w:ins w:id="80" w:author="Ian Dalton" w:date="2018-08-20T15:39:00Z">
        <w:r w:rsidR="005D7EA4">
          <w:rPr>
            <w:noProof/>
          </w:rPr>
          <w:t xml:space="preserve">you </w:t>
        </w:r>
      </w:ins>
      <w:r w:rsidR="00644B72" w:rsidRPr="00644B72">
        <w:rPr>
          <w:noProof/>
        </w:rPr>
        <w:t xml:space="preserve">decide to park in another structure, like </w:t>
      </w:r>
      <w:ins w:id="81" w:author="Ian Dalton" w:date="2018-08-20T15:39:00Z">
        <w:r w:rsidR="005D7EA4">
          <w:rPr>
            <w:noProof/>
          </w:rPr>
          <w:t xml:space="preserve">the nearby </w:t>
        </w:r>
      </w:ins>
      <w:r w:rsidR="00644B72" w:rsidRPr="00644B72">
        <w:rPr>
          <w:noProof/>
        </w:rPr>
        <w:t xml:space="preserve">Garage </w:t>
      </w:r>
      <w:r w:rsidR="00A10B77">
        <w:rPr>
          <w:noProof/>
        </w:rPr>
        <w:t>C</w:t>
      </w:r>
      <w:r w:rsidR="00644B72" w:rsidRPr="00644B72">
        <w:rPr>
          <w:noProof/>
        </w:rPr>
        <w:t xml:space="preserve">, </w:t>
      </w:r>
      <w:ins w:id="82" w:author="Ian Dalton" w:date="2018-08-20T15:40:00Z">
        <w:r w:rsidR="005D7EA4">
          <w:rPr>
            <w:noProof/>
          </w:rPr>
          <w:t>please make sure your parking location is authorized by your existing UCF parking permit</w:t>
        </w:r>
      </w:ins>
      <w:del w:id="83" w:author="Ian Dalton" w:date="2018-08-20T15:40:00Z">
        <w:r w:rsidR="00644B72" w:rsidRPr="00644B72" w:rsidDel="005D7EA4">
          <w:rPr>
            <w:noProof/>
          </w:rPr>
          <w:delText>you can</w:delText>
        </w:r>
      </w:del>
      <w:ins w:id="84" w:author="Ian Dalton" w:date="2018-08-20T15:40:00Z">
        <w:r w:rsidR="005D7EA4">
          <w:rPr>
            <w:noProof/>
          </w:rPr>
          <w:t>.</w:t>
        </w:r>
      </w:ins>
    </w:p>
    <w:p w:rsidR="00E2042E" w:rsidRDefault="005D7EA4" w:rsidP="005D7EA4">
      <w:pPr>
        <w:spacing w:before="120" w:line="360" w:lineRule="auto"/>
        <w:jc w:val="both"/>
        <w:rPr>
          <w:ins w:id="85" w:author="Ian Dalton" w:date="2018-08-20T15:56:00Z"/>
          <w:noProof/>
        </w:rPr>
        <w:pPrChange w:id="86" w:author="Ian Dalton" w:date="2018-08-20T15:37:00Z">
          <w:pPr>
            <w:spacing w:before="120" w:line="360" w:lineRule="auto"/>
          </w:pPr>
        </w:pPrChange>
      </w:pPr>
      <w:ins w:id="87" w:author="Ian Dalton" w:date="2018-08-20T15:41:00Z">
        <w:r>
          <w:rPr>
            <w:noProof/>
          </w:rPr>
          <w:t>Your researcher will be waiting for you</w:t>
        </w:r>
      </w:ins>
      <w:del w:id="88" w:author="Ian Dalton" w:date="2018-08-20T15:41:00Z">
        <w:r w:rsidR="00644B72" w:rsidRPr="00644B72" w:rsidDel="005D7EA4">
          <w:rPr>
            <w:noProof/>
          </w:rPr>
          <w:delText xml:space="preserve"> meet your researcher</w:delText>
        </w:r>
      </w:del>
      <w:r w:rsidR="00644B72" w:rsidRPr="00644B72">
        <w:rPr>
          <w:noProof/>
        </w:rPr>
        <w:t xml:space="preserve"> </w:t>
      </w:r>
      <w:ins w:id="89" w:author="Ian Dalton" w:date="2018-08-20T15:41:00Z">
        <w:r>
          <w:rPr>
            <w:noProof/>
          </w:rPr>
          <w:t>in the lobby of the Research 1 building at least 1</w:t>
        </w:r>
      </w:ins>
      <w:ins w:id="90" w:author="Ian Dalton" w:date="2018-08-20T15:42:00Z">
        <w:r>
          <w:rPr>
            <w:noProof/>
          </w:rPr>
          <w:t>0</w:t>
        </w:r>
      </w:ins>
      <w:ins w:id="91" w:author="Ian Dalton" w:date="2018-08-20T15:41:00Z">
        <w:r>
          <w:rPr>
            <w:noProof/>
          </w:rPr>
          <w:t xml:space="preserve"> minutes before your scheduled appointment time. If you arrive early, </w:t>
        </w:r>
      </w:ins>
      <w:ins w:id="92" w:author="Ian Dalton" w:date="2018-08-20T15:42:00Z">
        <w:r>
          <w:rPr>
            <w:noProof/>
          </w:rPr>
          <w:t xml:space="preserve">you may </w:t>
        </w:r>
      </w:ins>
      <w:ins w:id="93" w:author="Ian Dalton" w:date="2018-08-20T15:41:00Z">
        <w:r>
          <w:rPr>
            <w:noProof/>
          </w:rPr>
          <w:t xml:space="preserve">wait in the lobby or head up to </w:t>
        </w:r>
      </w:ins>
      <w:del w:id="94" w:author="Ian Dalton" w:date="2018-08-20T15:41:00Z">
        <w:r w:rsidR="00980BA1" w:rsidDel="005D7EA4">
          <w:rPr>
            <w:noProof/>
          </w:rPr>
          <w:delText>at</w:delText>
        </w:r>
      </w:del>
      <w:del w:id="95" w:author="Ian Dalton" w:date="2018-08-20T15:42:00Z">
        <w:r w:rsidR="00980BA1" w:rsidDel="005D7EA4">
          <w:rPr>
            <w:noProof/>
          </w:rPr>
          <w:delText xml:space="preserve"> s</w:delText>
        </w:r>
      </w:del>
      <w:ins w:id="96" w:author="Ian Dalton" w:date="2018-08-20T15:42:00Z">
        <w:r>
          <w:rPr>
            <w:noProof/>
          </w:rPr>
          <w:t>s</w:t>
        </w:r>
      </w:ins>
      <w:r w:rsidR="00980BA1">
        <w:rPr>
          <w:noProof/>
        </w:rPr>
        <w:t>uite 350</w:t>
      </w:r>
      <w:r w:rsidR="00980BA1" w:rsidRPr="00644B72">
        <w:rPr>
          <w:noProof/>
        </w:rPr>
        <w:t xml:space="preserve"> </w:t>
      </w:r>
      <w:r w:rsidR="00644B72" w:rsidRPr="00644B72">
        <w:rPr>
          <w:noProof/>
        </w:rPr>
        <w:t xml:space="preserve">on the </w:t>
      </w:r>
      <w:r w:rsidR="00980BA1">
        <w:rPr>
          <w:noProof/>
        </w:rPr>
        <w:t xml:space="preserve">third </w:t>
      </w:r>
      <w:r w:rsidR="00644B72" w:rsidRPr="00644B72">
        <w:rPr>
          <w:noProof/>
        </w:rPr>
        <w:t>floor</w:t>
      </w:r>
      <w:ins w:id="97" w:author="Ian Dalton" w:date="2018-08-20T15:43:00Z">
        <w:r>
          <w:rPr>
            <w:noProof/>
          </w:rPr>
          <w:t>, where there will be additional seating while you wait</w:t>
        </w:r>
      </w:ins>
      <w:del w:id="98" w:author="Ian Dalton" w:date="2018-08-20T15:41:00Z">
        <w:r w:rsidR="00644B72" w:rsidRPr="00644B72" w:rsidDel="005D7EA4">
          <w:rPr>
            <w:noProof/>
          </w:rPr>
          <w:delText xml:space="preserve"> of the </w:delText>
        </w:r>
        <w:r w:rsidR="00980BA1" w:rsidDel="005D7EA4">
          <w:rPr>
            <w:noProof/>
          </w:rPr>
          <w:delText xml:space="preserve">Research 1 </w:delText>
        </w:r>
        <w:r w:rsidR="00644B72" w:rsidRPr="00644B72" w:rsidDel="005D7EA4">
          <w:rPr>
            <w:noProof/>
          </w:rPr>
          <w:delText>building</w:delText>
        </w:r>
      </w:del>
      <w:r w:rsidR="00644B72" w:rsidRPr="00644B72">
        <w:rPr>
          <w:noProof/>
        </w:rPr>
        <w:t>.</w:t>
      </w:r>
      <w:del w:id="99" w:author="Ian Dalton" w:date="2018-08-20T15:56:00Z">
        <w:r w:rsidR="008E3824" w:rsidDel="00E2042E">
          <w:rPr>
            <w:noProof/>
          </w:rPr>
          <w:delText xml:space="preserve"> </w:delText>
        </w:r>
      </w:del>
    </w:p>
    <w:p w:rsidR="00A00D2F" w:rsidRDefault="0073136A" w:rsidP="005D7EA4">
      <w:pPr>
        <w:spacing w:before="120" w:line="360" w:lineRule="auto"/>
        <w:jc w:val="both"/>
        <w:rPr>
          <w:noProof/>
        </w:rPr>
        <w:pPrChange w:id="100" w:author="Ian Dalton" w:date="2018-08-20T15:37:00Z">
          <w:pPr>
            <w:spacing w:before="120" w:line="360" w:lineRule="auto"/>
          </w:pPr>
        </w:pPrChange>
      </w:pPr>
      <w:r>
        <w:rPr>
          <w:noProof/>
        </w:rPr>
        <w:t>If</w:t>
      </w:r>
      <w:r w:rsidR="00644B72" w:rsidRPr="00644B72">
        <w:rPr>
          <w:noProof/>
        </w:rPr>
        <w:t xml:space="preserve"> you have any questions </w:t>
      </w:r>
      <w:r>
        <w:rPr>
          <w:noProof/>
        </w:rPr>
        <w:t xml:space="preserve">at all, </w:t>
      </w:r>
      <w:r w:rsidR="00644B72" w:rsidRPr="00644B72">
        <w:rPr>
          <w:noProof/>
        </w:rPr>
        <w:t xml:space="preserve">or </w:t>
      </w:r>
      <w:r>
        <w:rPr>
          <w:noProof/>
        </w:rPr>
        <w:t xml:space="preserve">any </w:t>
      </w:r>
      <w:r w:rsidR="00644B72" w:rsidRPr="00644B72">
        <w:rPr>
          <w:noProof/>
        </w:rPr>
        <w:t>trouble finding us</w:t>
      </w:r>
      <w:r>
        <w:rPr>
          <w:noProof/>
        </w:rPr>
        <w:t xml:space="preserve"> or following these directions</w:t>
      </w:r>
      <w:r w:rsidR="00644B72" w:rsidRPr="00644B72">
        <w:rPr>
          <w:noProof/>
        </w:rPr>
        <w:t xml:space="preserve">, </w:t>
      </w:r>
      <w:r>
        <w:rPr>
          <w:noProof/>
        </w:rPr>
        <w:t xml:space="preserve">please </w:t>
      </w:r>
      <w:r w:rsidR="00644B72" w:rsidRPr="00644B72">
        <w:rPr>
          <w:noProof/>
        </w:rPr>
        <w:t>feel free to call our</w:t>
      </w:r>
      <w:ins w:id="101" w:author="Ian Dalton" w:date="2018-08-20T15:56:00Z">
        <w:r w:rsidR="00E2042E">
          <w:rPr>
            <w:noProof/>
          </w:rPr>
          <w:t xml:space="preserve"> main</w:t>
        </w:r>
      </w:ins>
      <w:r w:rsidR="00644B72" w:rsidRPr="00644B72">
        <w:rPr>
          <w:noProof/>
        </w:rPr>
        <w:t xml:space="preserve"> lab phone at </w:t>
      </w:r>
      <w:r w:rsidR="00644B72" w:rsidRPr="00DC4C11">
        <w:rPr>
          <w:b/>
          <w:noProof/>
        </w:rPr>
        <w:t>407-823-2311</w:t>
      </w:r>
      <w:r w:rsidR="00644B72" w:rsidRPr="00644B72">
        <w:rPr>
          <w:noProof/>
        </w:rPr>
        <w:t>.</w:t>
      </w:r>
    </w:p>
    <w:p w:rsidR="00454C5B" w:rsidDel="00516D1D" w:rsidRDefault="00516D1D" w:rsidP="005D7EA4">
      <w:pPr>
        <w:spacing w:before="120" w:line="360" w:lineRule="auto"/>
        <w:jc w:val="both"/>
        <w:rPr>
          <w:del w:id="102" w:author="Ian Dalton" w:date="2018-08-20T16:05:00Z"/>
          <w:noProof/>
        </w:rPr>
        <w:pPrChange w:id="103" w:author="Ian Dalton" w:date="2018-08-20T15:37:00Z">
          <w:pPr>
            <w:spacing w:before="120" w:line="360" w:lineRule="auto"/>
          </w:pPr>
        </w:pPrChange>
      </w:pPr>
      <w:ins w:id="104" w:author="Ian Dalton" w:date="2018-08-20T16:00:00Z">
        <w:r>
          <w:rPr>
            <w:noProof/>
          </w:rPr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173355</wp:posOffset>
              </wp:positionV>
              <wp:extent cx="1200150" cy="857250"/>
              <wp:effectExtent l="0" t="0" r="0" b="0"/>
              <wp:wrapNone/>
              <wp:docPr id="2" name="Picture 2" descr="C:\Users\ia406477\AppData\Local\Microsoft\Windows\INetCache\Content.Word\parking_sign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ia406477\AppData\Local\Microsoft\Windows\INetCache\Content.Word\parking_sign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8671" t="36355" r="61132" b="38004"/>
                      <a:stretch/>
                    </pic:blipFill>
                    <pic:spPr bwMode="auto">
                      <a:xfrm rot="5400000">
                        <a:off x="0" y="0"/>
                        <a:ext cx="1200150" cy="857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r w:rsidR="00454C5B">
        <w:rPr>
          <w:noProof/>
        </w:rPr>
        <w:t>We look forward to seeing you soon!</w:t>
      </w:r>
    </w:p>
    <w:p w:rsidR="00454C5B" w:rsidRDefault="00454C5B" w:rsidP="00516D1D">
      <w:pPr>
        <w:spacing w:before="120" w:line="360" w:lineRule="auto"/>
        <w:jc w:val="both"/>
        <w:rPr>
          <w:noProof/>
        </w:rPr>
        <w:pPrChange w:id="105" w:author="Ian Dalton" w:date="2018-08-20T16:05:00Z">
          <w:pPr>
            <w:spacing w:line="360" w:lineRule="auto"/>
          </w:pPr>
        </w:pPrChange>
      </w:pPr>
      <w:del w:id="106" w:author="Ian Dalton" w:date="2018-08-20T16:05:00Z">
        <w:r w:rsidDel="00516D1D">
          <w:rPr>
            <w:noProof/>
          </w:rPr>
          <w:delText>Sincerely,</w:delText>
        </w:r>
      </w:del>
    </w:p>
    <w:p w:rsidR="00454C5B" w:rsidRDefault="00454C5B" w:rsidP="00516D1D">
      <w:pPr>
        <w:spacing w:after="120" w:line="240" w:lineRule="auto"/>
        <w:contextualSpacing/>
        <w:jc w:val="both"/>
        <w:rPr>
          <w:noProof/>
        </w:rPr>
        <w:pPrChange w:id="107" w:author="Ian Dalton" w:date="2018-08-20T16:05:00Z">
          <w:pPr>
            <w:spacing w:line="360" w:lineRule="auto"/>
            <w:contextualSpacing/>
          </w:pPr>
        </w:pPrChange>
      </w:pPr>
      <w:r>
        <w:rPr>
          <w:noProof/>
        </w:rPr>
        <w:t>Nichole Lighthall, Ph.D.</w:t>
      </w:r>
      <w:r>
        <w:rPr>
          <w:noProof/>
        </w:rPr>
        <w:tab/>
      </w:r>
    </w:p>
    <w:p w:rsidR="00454C5B" w:rsidRDefault="00454C5B" w:rsidP="00516D1D">
      <w:pPr>
        <w:spacing w:after="120" w:line="240" w:lineRule="auto"/>
        <w:contextualSpacing/>
        <w:jc w:val="both"/>
        <w:rPr>
          <w:noProof/>
        </w:rPr>
        <w:pPrChange w:id="108" w:author="Ian Dalton" w:date="2018-08-20T16:05:00Z">
          <w:pPr>
            <w:spacing w:line="360" w:lineRule="auto"/>
            <w:contextualSpacing/>
          </w:pPr>
        </w:pPrChange>
      </w:pPr>
      <w:r>
        <w:rPr>
          <w:noProof/>
        </w:rPr>
        <w:t>Assistant Professor</w:t>
      </w:r>
    </w:p>
    <w:p w:rsidR="00454C5B" w:rsidDel="00516D1D" w:rsidRDefault="00454C5B" w:rsidP="00516D1D">
      <w:pPr>
        <w:spacing w:after="120" w:line="240" w:lineRule="auto"/>
        <w:contextualSpacing/>
        <w:jc w:val="both"/>
        <w:rPr>
          <w:del w:id="109" w:author="Ian Dalton" w:date="2018-08-20T16:05:00Z"/>
          <w:noProof/>
        </w:rPr>
        <w:pPrChange w:id="110" w:author="Ian Dalton" w:date="2018-08-20T16:05:00Z">
          <w:pPr>
            <w:spacing w:line="360" w:lineRule="auto"/>
            <w:contextualSpacing/>
          </w:pPr>
        </w:pPrChange>
      </w:pPr>
      <w:r>
        <w:rPr>
          <w:noProof/>
        </w:rPr>
        <w:t>Department of Psychology</w:t>
      </w:r>
    </w:p>
    <w:p w:rsidR="003C3DCC" w:rsidRDefault="003C3DCC" w:rsidP="00516D1D">
      <w:pPr>
        <w:spacing w:after="120" w:line="240" w:lineRule="auto"/>
        <w:contextualSpacing/>
        <w:jc w:val="both"/>
        <w:rPr>
          <w:ins w:id="111" w:author="Ian Dalton" w:date="2018-08-20T16:00:00Z"/>
          <w:noProof/>
        </w:rPr>
        <w:pPrChange w:id="112" w:author="Ian Dalton" w:date="2018-08-20T16:05:00Z">
          <w:pPr>
            <w:spacing w:line="360" w:lineRule="auto"/>
            <w:contextualSpacing/>
          </w:pPr>
        </w:pPrChange>
      </w:pPr>
    </w:p>
    <w:p w:rsidR="00454C5B" w:rsidRDefault="00454C5B" w:rsidP="00516D1D">
      <w:pPr>
        <w:spacing w:after="120" w:line="240" w:lineRule="auto"/>
        <w:contextualSpacing/>
        <w:jc w:val="both"/>
        <w:rPr>
          <w:ins w:id="113" w:author="Ian Dalton" w:date="2018-08-20T16:05:00Z"/>
          <w:noProof/>
        </w:rPr>
        <w:pPrChange w:id="114" w:author="Ian Dalton" w:date="2018-08-20T16:05:00Z">
          <w:pPr>
            <w:spacing w:line="360" w:lineRule="auto"/>
            <w:contextualSpacing/>
          </w:pPr>
        </w:pPrChange>
      </w:pPr>
      <w:r>
        <w:rPr>
          <w:noProof/>
        </w:rPr>
        <w:t>University of Central Florida</w:t>
      </w:r>
    </w:p>
    <w:p w:rsidR="00516D1D" w:rsidRDefault="00516D1D" w:rsidP="00516D1D">
      <w:pPr>
        <w:spacing w:after="120" w:line="240" w:lineRule="auto"/>
        <w:contextualSpacing/>
        <w:jc w:val="both"/>
        <w:rPr>
          <w:ins w:id="115" w:author="Ian Dalton" w:date="2018-08-20T15:49:00Z"/>
          <w:noProof/>
        </w:rPr>
        <w:pPrChange w:id="116" w:author="Ian Dalton" w:date="2018-08-20T16:05:00Z">
          <w:pPr>
            <w:spacing w:line="360" w:lineRule="auto"/>
            <w:contextualSpacing/>
          </w:pPr>
        </w:pPrChange>
      </w:pPr>
    </w:p>
    <w:p w:rsidR="00FA1C33" w:rsidDel="00516D1D" w:rsidRDefault="00FA1C33" w:rsidP="005D7EA4">
      <w:pPr>
        <w:spacing w:line="360" w:lineRule="auto"/>
        <w:contextualSpacing/>
        <w:jc w:val="both"/>
        <w:rPr>
          <w:del w:id="117" w:author="Ian Dalton" w:date="2018-08-20T16:06:00Z"/>
          <w:noProof/>
        </w:rPr>
        <w:pPrChange w:id="118" w:author="Ian Dalton" w:date="2018-08-20T15:37:00Z">
          <w:pPr>
            <w:spacing w:line="360" w:lineRule="auto"/>
            <w:contextualSpacing/>
            <w:jc w:val="center"/>
          </w:pPr>
        </w:pPrChange>
      </w:pPr>
    </w:p>
    <w:p w:rsidR="00516D1D" w:rsidRDefault="00516D1D" w:rsidP="00FA1C33">
      <w:pPr>
        <w:spacing w:line="240" w:lineRule="auto"/>
        <w:contextualSpacing/>
        <w:jc w:val="both"/>
        <w:rPr>
          <w:ins w:id="119" w:author="Ian Dalton" w:date="2018-08-20T16:06:00Z"/>
          <w:noProof/>
        </w:rPr>
        <w:pPrChange w:id="120" w:author="Ian Dalton" w:date="2018-08-20T15:49:00Z">
          <w:pPr>
            <w:spacing w:line="360" w:lineRule="auto"/>
            <w:contextualSpacing/>
          </w:pPr>
        </w:pPrChange>
      </w:pPr>
      <w:bookmarkStart w:id="121" w:name="_GoBack"/>
      <w:bookmarkEnd w:id="121"/>
    </w:p>
    <w:p w:rsidR="00603AA5" w:rsidDel="00516D1D" w:rsidRDefault="00FA1C33" w:rsidP="005D7EA4">
      <w:pPr>
        <w:spacing w:line="360" w:lineRule="auto"/>
        <w:contextualSpacing/>
        <w:jc w:val="both"/>
        <w:rPr>
          <w:del w:id="122" w:author="Ian Dalton" w:date="2018-08-20T16:06:00Z"/>
          <w:noProof/>
        </w:rPr>
        <w:pPrChange w:id="123" w:author="Ian Dalton" w:date="2018-08-20T15:37:00Z">
          <w:pPr>
            <w:spacing w:line="360" w:lineRule="auto"/>
            <w:contextualSpacing/>
          </w:pPr>
        </w:pPrChange>
      </w:pPr>
      <w:r>
        <w:rPr>
          <w:noProof/>
        </w:rPr>
        <w:lastRenderedPageBreak/>
        <w:drawing>
          <wp:anchor distT="0" distB="0" distL="114300" distR="114300" simplePos="0" relativeHeight="251658240" behindDoc="1" locked="1" layoutInCell="1" allowOverlap="1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7534275" cy="10048875"/>
            <wp:effectExtent l="0" t="0" r="952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llustrated-directions_inse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3AA5" w:rsidDel="00516D1D" w:rsidRDefault="00603AA5" w:rsidP="005D7EA4">
      <w:pPr>
        <w:spacing w:line="360" w:lineRule="auto"/>
        <w:contextualSpacing/>
        <w:jc w:val="both"/>
        <w:rPr>
          <w:del w:id="124" w:author="Ian Dalton" w:date="2018-08-20T16:06:00Z"/>
          <w:noProof/>
        </w:rPr>
        <w:pPrChange w:id="125" w:author="Ian Dalton" w:date="2018-08-20T15:37:00Z">
          <w:pPr>
            <w:spacing w:line="360" w:lineRule="auto"/>
            <w:contextualSpacing/>
          </w:pPr>
        </w:pPrChange>
      </w:pPr>
    </w:p>
    <w:p w:rsidR="005642F8" w:rsidDel="00516D1D" w:rsidRDefault="005642F8" w:rsidP="005D7EA4">
      <w:pPr>
        <w:spacing w:line="360" w:lineRule="auto"/>
        <w:contextualSpacing/>
        <w:jc w:val="both"/>
        <w:rPr>
          <w:del w:id="126" w:author="Ian Dalton" w:date="2018-08-20T16:06:00Z"/>
          <w:noProof/>
        </w:rPr>
        <w:pPrChange w:id="127" w:author="Ian Dalton" w:date="2018-08-20T15:37:00Z">
          <w:pPr>
            <w:spacing w:line="360" w:lineRule="auto"/>
            <w:contextualSpacing/>
          </w:pPr>
        </w:pPrChange>
      </w:pPr>
    </w:p>
    <w:p w:rsidR="00FE00D5" w:rsidDel="00516D1D" w:rsidRDefault="00FE00D5" w:rsidP="005D7EA4">
      <w:pPr>
        <w:spacing w:line="360" w:lineRule="auto"/>
        <w:contextualSpacing/>
        <w:jc w:val="both"/>
        <w:rPr>
          <w:del w:id="128" w:author="Ian Dalton" w:date="2018-08-20T16:06:00Z"/>
          <w:noProof/>
        </w:rPr>
        <w:pPrChange w:id="129" w:author="Ian Dalton" w:date="2018-08-20T15:37:00Z">
          <w:pPr>
            <w:spacing w:line="360" w:lineRule="auto"/>
            <w:contextualSpacing/>
            <w:jc w:val="center"/>
          </w:pPr>
        </w:pPrChange>
      </w:pPr>
    </w:p>
    <w:p w:rsidR="00FE00D5" w:rsidDel="00516D1D" w:rsidRDefault="00FE00D5" w:rsidP="005D7EA4">
      <w:pPr>
        <w:spacing w:line="360" w:lineRule="auto"/>
        <w:contextualSpacing/>
        <w:jc w:val="both"/>
        <w:rPr>
          <w:del w:id="130" w:author="Ian Dalton" w:date="2018-08-20T16:06:00Z"/>
          <w:noProof/>
        </w:rPr>
        <w:pPrChange w:id="131" w:author="Ian Dalton" w:date="2018-08-20T15:37:00Z">
          <w:pPr>
            <w:spacing w:line="360" w:lineRule="auto"/>
            <w:contextualSpacing/>
            <w:jc w:val="center"/>
          </w:pPr>
        </w:pPrChange>
      </w:pPr>
    </w:p>
    <w:p w:rsidR="00FE00D5" w:rsidDel="00516D1D" w:rsidRDefault="00FE00D5" w:rsidP="005D7EA4">
      <w:pPr>
        <w:spacing w:line="360" w:lineRule="auto"/>
        <w:contextualSpacing/>
        <w:jc w:val="both"/>
        <w:rPr>
          <w:del w:id="132" w:author="Ian Dalton" w:date="2018-08-20T16:06:00Z"/>
          <w:noProof/>
        </w:rPr>
        <w:pPrChange w:id="133" w:author="Ian Dalton" w:date="2018-08-20T15:37:00Z">
          <w:pPr>
            <w:spacing w:line="360" w:lineRule="auto"/>
            <w:contextualSpacing/>
            <w:jc w:val="center"/>
          </w:pPr>
        </w:pPrChange>
      </w:pPr>
    </w:p>
    <w:p w:rsidR="00FE00D5" w:rsidDel="00516D1D" w:rsidRDefault="00FE00D5" w:rsidP="005D7EA4">
      <w:pPr>
        <w:spacing w:line="360" w:lineRule="auto"/>
        <w:contextualSpacing/>
        <w:jc w:val="both"/>
        <w:rPr>
          <w:del w:id="134" w:author="Ian Dalton" w:date="2018-08-20T16:05:00Z"/>
          <w:noProof/>
        </w:rPr>
        <w:pPrChange w:id="135" w:author="Ian Dalton" w:date="2018-08-20T15:37:00Z">
          <w:pPr>
            <w:spacing w:line="360" w:lineRule="auto"/>
            <w:contextualSpacing/>
            <w:jc w:val="center"/>
          </w:pPr>
        </w:pPrChange>
      </w:pPr>
    </w:p>
    <w:p w:rsidR="00FA1C33" w:rsidRDefault="00FA1C33" w:rsidP="005D7EA4">
      <w:pPr>
        <w:spacing w:line="360" w:lineRule="auto"/>
        <w:contextualSpacing/>
        <w:jc w:val="both"/>
        <w:rPr>
          <w:noProof/>
        </w:rPr>
        <w:pPrChange w:id="136" w:author="Ian Dalton" w:date="2018-08-20T15:37:00Z">
          <w:pPr>
            <w:spacing w:line="360" w:lineRule="auto"/>
            <w:contextualSpacing/>
            <w:jc w:val="center"/>
          </w:pPr>
        </w:pPrChange>
      </w:pPr>
    </w:p>
    <w:sectPr w:rsidR="00FA1C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Ian Dalton">
    <w15:presenceInfo w15:providerId="AD" w15:userId="S-1-5-21-270240525-1673100702-506702554-145262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B38"/>
    <w:rsid w:val="000B2E2C"/>
    <w:rsid w:val="000D4801"/>
    <w:rsid w:val="00131C27"/>
    <w:rsid w:val="00151A99"/>
    <w:rsid w:val="001F0AA5"/>
    <w:rsid w:val="001F4944"/>
    <w:rsid w:val="002F7CD7"/>
    <w:rsid w:val="003B652F"/>
    <w:rsid w:val="003C3DCC"/>
    <w:rsid w:val="00406458"/>
    <w:rsid w:val="00454C5B"/>
    <w:rsid w:val="004E1E54"/>
    <w:rsid w:val="00516D1D"/>
    <w:rsid w:val="00546B38"/>
    <w:rsid w:val="005642F8"/>
    <w:rsid w:val="005812E0"/>
    <w:rsid w:val="005D7EA4"/>
    <w:rsid w:val="00603AA5"/>
    <w:rsid w:val="00644B72"/>
    <w:rsid w:val="0073136A"/>
    <w:rsid w:val="008E3824"/>
    <w:rsid w:val="00980BA1"/>
    <w:rsid w:val="00A00D2F"/>
    <w:rsid w:val="00A10B77"/>
    <w:rsid w:val="00A42D77"/>
    <w:rsid w:val="00AD3922"/>
    <w:rsid w:val="00BA22C7"/>
    <w:rsid w:val="00BB51C2"/>
    <w:rsid w:val="00D97B11"/>
    <w:rsid w:val="00DC4C11"/>
    <w:rsid w:val="00E071A6"/>
    <w:rsid w:val="00E2042E"/>
    <w:rsid w:val="00FA1C33"/>
    <w:rsid w:val="00FC66EC"/>
    <w:rsid w:val="00FE0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EFF1A"/>
  <w15:chartTrackingRefBased/>
  <w15:docId w15:val="{00B29E61-4ABC-4394-8E5B-2A3461351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4C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C5B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D7E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7EA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11/relationships/people" Target="peop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</Pages>
  <Words>356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College of Sciences</Company>
  <LinksUpToDate>false</LinksUpToDate>
  <CharactersWithSpaces>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 Dalton</dc:creator>
  <cp:keywords/>
  <dc:description/>
  <cp:lastModifiedBy>Ian Dalton</cp:lastModifiedBy>
  <cp:revision>18</cp:revision>
  <cp:lastPrinted>2018-08-01T16:14:00Z</cp:lastPrinted>
  <dcterms:created xsi:type="dcterms:W3CDTF">2018-06-27T13:49:00Z</dcterms:created>
  <dcterms:modified xsi:type="dcterms:W3CDTF">2018-08-20T20:06:00Z</dcterms:modified>
</cp:coreProperties>
</file>